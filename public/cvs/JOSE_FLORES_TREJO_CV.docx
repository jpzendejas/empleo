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rPrChange w:author="Yo" w:id="0" w:date="2020-08-20T17:06:13Z">
            <w:rPr>
              <w:b w:val="0"/>
              <w:sz w:val="36"/>
              <w:szCs w:val="36"/>
              <w:vertAlign w:val="baseline"/>
            </w:rPr>
          </w:rPrChange>
        </w:rPr>
        <w:pPrChange w:author="Yo" w:id="0" w:date="2020-08-20T17:06:13Z">
          <w:pPr>
            <w:jc w:val="center"/>
          </w:pPr>
        </w:pPrChange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1133475" cy="149464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494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0"/>
          <w:sz w:val="32"/>
          <w:szCs w:val="32"/>
          <w:vertAlign w:val="baseline"/>
        </w:rPr>
      </w:pPr>
      <w:r w:rsidDel="00000000" w:rsidR="00000000" w:rsidRPr="00000000">
        <w:rPr>
          <w:b w:val="1"/>
          <w:sz w:val="32"/>
          <w:szCs w:val="32"/>
          <w:vertAlign w:val="baseline"/>
          <w:rtl w:val="0"/>
        </w:rPr>
        <w:t xml:space="preserve">JOSE FLORES TREJO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CALLE: MADERO 207</w:t>
      </w:r>
    </w:p>
    <w:p w:rsidR="00000000" w:rsidDel="00000000" w:rsidP="00000000" w:rsidRDefault="00000000" w:rsidRPr="00000000" w14:paraId="0000000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COL: BELLAVISTA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C.P. 36730</w:t>
      </w:r>
    </w:p>
    <w:p w:rsidR="00000000" w:rsidDel="00000000" w:rsidP="00000000" w:rsidRDefault="00000000" w:rsidRPr="00000000" w14:paraId="00000007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SALAMANCA GTO.</w:t>
      </w:r>
    </w:p>
    <w:p w:rsidR="00000000" w:rsidDel="00000000" w:rsidP="00000000" w:rsidRDefault="00000000" w:rsidRPr="00000000" w14:paraId="00000008">
      <w:pPr>
        <w:jc w:val="center"/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TELEFONO RECADOS:</w:t>
      </w:r>
    </w:p>
    <w:p w:rsidR="00000000" w:rsidDel="00000000" w:rsidP="00000000" w:rsidRDefault="00000000" w:rsidRPr="00000000" w14:paraId="00000009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4641240849</w:t>
      </w:r>
    </w:p>
    <w:p w:rsidR="00000000" w:rsidDel="00000000" w:rsidP="00000000" w:rsidRDefault="00000000" w:rsidRPr="00000000" w14:paraId="0000000A">
      <w:pPr>
        <w:jc w:val="center"/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CELULAR: 5528806618</w:t>
      </w:r>
    </w:p>
    <w:p w:rsidR="00000000" w:rsidDel="00000000" w:rsidP="00000000" w:rsidRDefault="00000000" w:rsidRPr="00000000" w14:paraId="0000000B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        CORREO:tazito-jose@hotmail.com</w:t>
      </w:r>
    </w:p>
    <w:p w:rsidR="00000000" w:rsidDel="00000000" w:rsidP="00000000" w:rsidRDefault="00000000" w:rsidRPr="00000000" w14:paraId="0000000C">
      <w:pPr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rPrChange w:author="Yo" w:id="0" w:date="2020-09-03T17:42:59Z">
            <w:rPr>
              <w:sz w:val="28"/>
              <w:szCs w:val="28"/>
              <w:vertAlign w:val="baseline"/>
            </w:rPr>
          </w:rPrChange>
        </w:rPr>
        <w:pPrChange w:author="Yo" w:id="0" w:date="2020-09-03T17:42:59Z">
          <w:pPr>
            <w:jc w:val="center"/>
          </w:pPr>
        </w:pPrChange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NSS: 929374361</w:t>
      </w:r>
      <w:r w:rsidDel="00000000" w:rsidR="00000000" w:rsidRPr="00000000">
        <w:rPr>
          <w:sz w:val="28"/>
          <w:szCs w:val="28"/>
          <w:rtl w:val="0"/>
        </w:rPr>
        <w:t xml:space="preserve">75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CURP: FOTJ741115HDFLRS01</w:t>
      </w:r>
    </w:p>
    <w:p w:rsidR="00000000" w:rsidDel="00000000" w:rsidP="00000000" w:rsidRDefault="00000000" w:rsidRPr="00000000" w14:paraId="0000000E">
      <w:pPr>
        <w:jc w:val="center"/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RFC: FOTJ741115MU</w:t>
      </w:r>
      <w:r w:rsidDel="00000000" w:rsidR="00000000" w:rsidRPr="00000000">
        <w:rPr>
          <w:sz w:val="28"/>
          <w:szCs w:val="28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EDAD:</w:t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                                            4</w:t>
      </w:r>
      <w:r w:rsidDel="00000000" w:rsidR="00000000" w:rsidRPr="00000000">
        <w:rPr>
          <w:sz w:val="28"/>
          <w:szCs w:val="28"/>
          <w:rtl w:val="0"/>
        </w:rPr>
        <w:t xml:space="preserve">6</w:t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 AÑOS</w:t>
      </w:r>
    </w:p>
    <w:p w:rsidR="00000000" w:rsidDel="00000000" w:rsidP="00000000" w:rsidRDefault="00000000" w:rsidRPr="00000000" w14:paraId="00000012">
      <w:pPr>
        <w:rPr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EXPERIENCIA LABORAL:</w:t>
      </w:r>
    </w:p>
    <w:p w:rsidR="00000000" w:rsidDel="00000000" w:rsidP="00000000" w:rsidRDefault="00000000" w:rsidRPr="00000000" w14:paraId="0000001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18 de septiembre 2020 - al 2 de febrero 2021</w:t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Promotora de RH administrativos de occidente S.A de C.V</w:t>
      </w:r>
    </w:p>
    <w:p w:rsidR="00000000" w:rsidDel="00000000" w:rsidP="00000000" w:rsidRDefault="00000000" w:rsidRPr="00000000" w14:paraId="0000001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Jefe de RH: javier tel: 55 6350 2511</w:t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Supervisor de almacén: Edgar Mendez tel:55 2547 4059</w:t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 de marzo 2020 al 20 de mayo 2020</w:t>
      </w:r>
    </w:p>
    <w:p w:rsidR="00000000" w:rsidDel="00000000" w:rsidP="00000000" w:rsidRDefault="00000000" w:rsidRPr="00000000" w14:paraId="0000001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ADECCO IRAPUATO</w:t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AYUDANTE GRAL.</w:t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Blvd. Juan Alonso de torres no. 825</w:t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Jefe directo:Josué Iván</w:t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Tel: 4621063653</w:t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                                            07 de julio</w:t>
      </w:r>
      <w:ins w:author="Yo" w:id="1" w:date="2020-08-25T19:40:29Z">
        <w:r w:rsidDel="00000000" w:rsidR="00000000" w:rsidRPr="00000000">
          <w:rPr>
            <w:sz w:val="28"/>
            <w:szCs w:val="28"/>
            <w:vertAlign w:val="baseline"/>
            <w:rtl w:val="0"/>
          </w:rPr>
          <w:t xml:space="preserve"> </w:t>
        </w:r>
      </w:ins>
      <w:r w:rsidDel="00000000" w:rsidR="00000000" w:rsidRPr="00000000">
        <w:rPr>
          <w:sz w:val="28"/>
          <w:szCs w:val="28"/>
          <w:rtl w:val="0"/>
        </w:rPr>
        <w:t xml:space="preserve">2011</w:t>
      </w:r>
    </w:p>
    <w:p w:rsidR="00000000" w:rsidDel="00000000" w:rsidP="00000000" w:rsidRDefault="00000000" w:rsidRPr="00000000" w14:paraId="00000022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al 20 Diciembre 2019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LATCO MEXICANA S.A. DE C.V.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JEFE  DE ALMACEN</w:t>
      </w:r>
    </w:p>
    <w:p w:rsidR="00000000" w:rsidDel="00000000" w:rsidP="00000000" w:rsidRDefault="00000000" w:rsidRPr="00000000" w14:paraId="00000025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Av. Universidad # 225 col. Narvarte</w:t>
      </w:r>
    </w:p>
    <w:p w:rsidR="00000000" w:rsidDel="00000000" w:rsidP="00000000" w:rsidRDefault="00000000" w:rsidRPr="00000000" w14:paraId="00000026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Bodega: Poniente 152 No. 738 BODEGA 10</w:t>
      </w:r>
    </w:p>
    <w:p w:rsidR="00000000" w:rsidDel="00000000" w:rsidP="00000000" w:rsidRDefault="00000000" w:rsidRPr="00000000" w14:paraId="00000027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Jefe directo: Erika Cedillo</w:t>
      </w:r>
    </w:p>
    <w:p w:rsidR="00000000" w:rsidDel="00000000" w:rsidP="00000000" w:rsidRDefault="00000000" w:rsidRPr="00000000" w14:paraId="00000028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Tel: 55239070 ext. 113</w:t>
      </w:r>
    </w:p>
    <w:p w:rsidR="00000000" w:rsidDel="00000000" w:rsidP="00000000" w:rsidRDefault="00000000" w:rsidRPr="00000000" w14:paraId="00000029">
      <w:pPr>
        <w:rPr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                                   4 de nov 2009 a  24 de junio 2011 </w:t>
      </w:r>
    </w:p>
    <w:p w:rsidR="00000000" w:rsidDel="00000000" w:rsidP="00000000" w:rsidRDefault="00000000" w:rsidRPr="00000000" w14:paraId="0000002D">
      <w:pPr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DHL SUPLY CHAIN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Auxiliar de logística de Almacén</w:t>
      </w:r>
    </w:p>
    <w:p w:rsidR="00000000" w:rsidDel="00000000" w:rsidP="00000000" w:rsidRDefault="00000000" w:rsidRPr="00000000" w14:paraId="0000002F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Nicanor Arvide  No. 425</w:t>
      </w:r>
    </w:p>
    <w:p w:rsidR="00000000" w:rsidDel="00000000" w:rsidP="00000000" w:rsidRDefault="00000000" w:rsidRPr="00000000" w14:paraId="00000030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Jefe directo: Gerardo Mendoza</w:t>
      </w:r>
    </w:p>
    <w:p w:rsidR="00000000" w:rsidDel="00000000" w:rsidP="00000000" w:rsidRDefault="00000000" w:rsidRPr="00000000" w14:paraId="00000031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Teléfono: 54825370</w:t>
      </w:r>
    </w:p>
    <w:p w:rsidR="00000000" w:rsidDel="00000000" w:rsidP="00000000" w:rsidRDefault="00000000" w:rsidRPr="00000000" w14:paraId="00000032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                                  6 de julio 2009 a 24 de agosto 2009</w:t>
      </w:r>
    </w:p>
    <w:p w:rsidR="00000000" w:rsidDel="00000000" w:rsidP="00000000" w:rsidRDefault="00000000" w:rsidRPr="00000000" w14:paraId="00000033">
      <w:pPr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SEGURITEC S.A DE C.V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Aux. De bóveda</w:t>
      </w:r>
    </w:p>
    <w:p w:rsidR="00000000" w:rsidDel="00000000" w:rsidP="00000000" w:rsidRDefault="00000000" w:rsidRPr="00000000" w14:paraId="00000035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Heliodoro  valle # 229</w:t>
      </w:r>
    </w:p>
    <w:p w:rsidR="00000000" w:rsidDel="00000000" w:rsidP="00000000" w:rsidRDefault="00000000" w:rsidRPr="00000000" w14:paraId="00000036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Jefe directo: Carlos cruz</w:t>
      </w:r>
    </w:p>
    <w:p w:rsidR="00000000" w:rsidDel="00000000" w:rsidP="00000000" w:rsidRDefault="00000000" w:rsidRPr="00000000" w14:paraId="00000037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Telefono: 57646670</w:t>
      </w:r>
    </w:p>
    <w:p w:rsidR="00000000" w:rsidDel="00000000" w:rsidP="00000000" w:rsidRDefault="00000000" w:rsidRPr="00000000" w14:paraId="00000038">
      <w:pPr>
        <w:rPr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24 de abril 2008 a 12 de febrero 2009</w:t>
      </w:r>
    </w:p>
    <w:p w:rsidR="00000000" w:rsidDel="00000000" w:rsidP="00000000" w:rsidRDefault="00000000" w:rsidRPr="00000000" w14:paraId="0000003A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            </w:t>
      </w:r>
    </w:p>
    <w:p w:rsidR="00000000" w:rsidDel="00000000" w:rsidP="00000000" w:rsidRDefault="00000000" w:rsidRPr="00000000" w14:paraId="0000003B">
      <w:pPr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KENWORTH  METROPOLITANOS S.A DE C.V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Almacenista B</w:t>
      </w:r>
    </w:p>
    <w:p w:rsidR="00000000" w:rsidDel="00000000" w:rsidP="00000000" w:rsidRDefault="00000000" w:rsidRPr="00000000" w14:paraId="0000003D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Prolongación av .Ceylan No. 2-A 2-A</w:t>
      </w:r>
    </w:p>
    <w:p w:rsidR="00000000" w:rsidDel="00000000" w:rsidP="00000000" w:rsidRDefault="00000000" w:rsidRPr="00000000" w14:paraId="0000003E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Jefe directo: Eduardo rosas</w:t>
      </w:r>
    </w:p>
    <w:p w:rsidR="00000000" w:rsidDel="00000000" w:rsidP="00000000" w:rsidRDefault="00000000" w:rsidRPr="00000000" w14:paraId="0000003F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Telefono: 53912004</w:t>
      </w:r>
    </w:p>
    <w:p w:rsidR="00000000" w:rsidDel="00000000" w:rsidP="00000000" w:rsidRDefault="00000000" w:rsidRPr="00000000" w14:paraId="00000040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                            </w:t>
      </w:r>
    </w:p>
    <w:p w:rsidR="00000000" w:rsidDel="00000000" w:rsidP="00000000" w:rsidRDefault="00000000" w:rsidRPr="00000000" w14:paraId="00000041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                                       16 de febrero 2006 a 4 de abril 2008</w:t>
      </w:r>
    </w:p>
    <w:p w:rsidR="00000000" w:rsidDel="00000000" w:rsidP="00000000" w:rsidRDefault="00000000" w:rsidRPr="00000000" w14:paraId="00000042">
      <w:pPr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TECH  DATA MEXICO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Operador de almacén</w:t>
      </w:r>
    </w:p>
    <w:p w:rsidR="00000000" w:rsidDel="00000000" w:rsidP="00000000" w:rsidRDefault="00000000" w:rsidRPr="00000000" w14:paraId="00000044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Siporex No.2 int.9-10 Fracc. Industrial alce blanco</w:t>
      </w:r>
    </w:p>
    <w:p w:rsidR="00000000" w:rsidDel="00000000" w:rsidP="00000000" w:rsidRDefault="00000000" w:rsidRPr="00000000" w14:paraId="00000045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Jefe directo: Marco Antonio Uribe Telefono: 53870100</w:t>
      </w:r>
    </w:p>
    <w:p w:rsidR="00000000" w:rsidDel="00000000" w:rsidP="00000000" w:rsidRDefault="00000000" w:rsidRPr="00000000" w14:paraId="00000046">
      <w:pPr>
        <w:rPr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                                       4 de julio 2005 a 3 de febrero 2006</w:t>
      </w:r>
    </w:p>
    <w:p w:rsidR="00000000" w:rsidDel="00000000" w:rsidP="00000000" w:rsidRDefault="00000000" w:rsidRPr="00000000" w14:paraId="00000049">
      <w:pPr>
        <w:rPr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MANPOWER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Tecnico Sr</w:t>
      </w:r>
    </w:p>
    <w:p w:rsidR="00000000" w:rsidDel="00000000" w:rsidP="00000000" w:rsidRDefault="00000000" w:rsidRPr="00000000" w14:paraId="0000004B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Insurgentes sur No.688</w:t>
      </w:r>
    </w:p>
    <w:p w:rsidR="00000000" w:rsidDel="00000000" w:rsidP="00000000" w:rsidRDefault="00000000" w:rsidRPr="00000000" w14:paraId="0000004C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Jefe directo: Jesús huerta</w:t>
      </w:r>
    </w:p>
    <w:p w:rsidR="00000000" w:rsidDel="00000000" w:rsidP="00000000" w:rsidRDefault="00000000" w:rsidRPr="00000000" w14:paraId="0000004D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Teléfono: 54481400</w:t>
      </w:r>
    </w:p>
    <w:p w:rsidR="00000000" w:rsidDel="00000000" w:rsidP="00000000" w:rsidRDefault="00000000" w:rsidRPr="00000000" w14:paraId="0000004E">
      <w:pPr>
        <w:rPr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EDUCACION:   PRIMARIA: </w:t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Jesús García av. Somex y convento del carmen  1981-1987 6 Años con Certificado</w:t>
      </w:r>
    </w:p>
    <w:p w:rsidR="00000000" w:rsidDel="00000000" w:rsidP="00000000" w:rsidRDefault="00000000" w:rsidRPr="00000000" w14:paraId="00000050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                             </w:t>
      </w: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SECUNDARIA: </w:t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Escuela secundaria federal 128 av. </w:t>
      </w:r>
    </w:p>
    <w:p w:rsidR="00000000" w:rsidDel="00000000" w:rsidP="00000000" w:rsidRDefault="00000000" w:rsidRPr="00000000" w14:paraId="00000051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Indeco y av. De los barrios 1987-1990 3 Años con certificado</w:t>
      </w:r>
    </w:p>
    <w:p w:rsidR="00000000" w:rsidDel="00000000" w:rsidP="00000000" w:rsidRDefault="00000000" w:rsidRPr="00000000" w14:paraId="00000052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                             </w:t>
      </w: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PREPARATORIA:</w:t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 C.B.T.i.s 227 Paseo del ferrocarril</w:t>
      </w:r>
    </w:p>
    <w:p w:rsidR="00000000" w:rsidDel="00000000" w:rsidP="00000000" w:rsidRDefault="00000000" w:rsidRPr="00000000" w14:paraId="00000053">
      <w:pPr>
        <w:rPr>
          <w:sz w:val="28"/>
          <w:szCs w:val="28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S/n 1990-1993 3 Años con certificado</w:t>
      </w:r>
    </w:p>
    <w:p w:rsidR="00000000" w:rsidDel="00000000" w:rsidP="00000000" w:rsidRDefault="00000000" w:rsidRPr="00000000" w14:paraId="00000054">
      <w:pPr>
        <w:rPr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HABILIDADES: </w:t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Manejo de computadora (Excel,power point,word)montacargas(Hombre a pie,Hombre sentado,Plataforma(coloso)actualmente obtuve una certificación por parte de DHL de montacarguista, patin hidraulico y electrico ,recibo de mercancía contra factura y pedido,dar entrada a mercancía,surtido de mercancía a clientes,inventarios(semanales,cíclicos,mensuales,anuales),archivo ,todo tipo de herramienta.PEPS primeras entradas primeras salidas.ley out del almacen.electricidad, pasante de electronica</w:t>
      </w:r>
    </w:p>
    <w:p w:rsidR="00000000" w:rsidDel="00000000" w:rsidP="00000000" w:rsidRDefault="00000000" w:rsidRPr="00000000" w14:paraId="00000056">
      <w:pPr>
        <w:rPr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7" w:type="default"/>
      <w:pgSz w:h="15840" w:w="12240" w:orient="portrait"/>
      <w:pgMar w:bottom="1417" w:top="1417" w:left="1701" w:right="1701" w:header="708" w:footer="708"/>
      <w:pgNumType w:start="1"/>
      <w:sectPrChange w:author="Yo" w:id="0" w:date="2020-08-20T17:04:50Z">
        <w:sectPr w:rsidR="000000" w:rsidDel="000000" w:rsidRPr="000000" w:rsidSect="000000">
          <w:pgMar w:bottom="1417" w:top="1417" w:left="1701" w:right="1701" w:header="708" w:footer="708"/>
          <w:pgNumType w:start="1"/>
          <w:pgSz w:h="15840" w:w="12240" w:orient="portrait"/>
        </w:sectPr>
      </w:sectPrChange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B">
    <w:pPr>
      <w:jc w:val="left"/>
      <w:rPr>
        <w:ins w:author="Yo" w:id="3" w:date="2020-08-20T17:04:50Z"/>
        <w:sz w:val="28"/>
        <w:szCs w:val="28"/>
        <w:vertAlign w:val="baseline"/>
      </w:rPr>
    </w:pPr>
    <w:ins w:author="Yo" w:id="3" w:date="2020-08-20T17:04:50Z">
      <w:r w:rsidDel="00000000" w:rsidR="00000000" w:rsidRPr="00000000">
        <w:rPr>
          <w:rtl w:val="0"/>
        </w:rPr>
      </w:r>
    </w:ins>
  </w:p>
  <w:p w:rsidR="00000000" w:rsidDel="00000000" w:rsidP="00000000" w:rsidRDefault="00000000" w:rsidRPr="00000000" w14:paraId="0000005C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sz w:val="28"/>
        <w:szCs w:val="28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s-MX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